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ins w:id="0" w:author="Brody Zhang" w:date="2020-11-06T11:32:00Z"/>
          <w:sz w:val="40"/>
        </w:rPr>
      </w:pPr>
      <w:r>
        <w:rPr>
          <w:sz w:val="40"/>
        </w:rPr>
        <w:t xml:space="preserve">RoboMaster </w:t>
      </w:r>
      <w:r>
        <w:rPr>
          <w:rFonts w:hint="eastAsia"/>
          <w:sz w:val="40"/>
        </w:rPr>
        <w:t>T</w:t>
      </w:r>
      <w:r>
        <w:rPr>
          <w:sz w:val="40"/>
        </w:rPr>
        <w:t>T多机使用说明</w:t>
      </w:r>
      <w:ins w:id="1" w:author="Brody Zhang" w:date="2020-11-06T11:41:00Z">
        <w:r>
          <w:rPr>
            <w:rFonts w:hint="eastAsia"/>
            <w:sz w:val="40"/>
          </w:rPr>
          <w:t>v</w:t>
        </w:r>
      </w:ins>
      <w:ins w:id="2" w:author="Brody Zhang" w:date="2020-11-06T11:41:00Z">
        <w:r>
          <w:rPr>
            <w:sz w:val="40"/>
          </w:rPr>
          <w:t>1.1</w:t>
        </w:r>
      </w:ins>
    </w:p>
    <w:p>
      <w:pPr>
        <w:jc w:val="both"/>
        <w:rPr>
          <w:ins w:id="4" w:author="Brody Zhang" w:date="2020-11-06T11:32:00Z"/>
          <w:b/>
          <w:color w:val="FF0000"/>
          <w:sz w:val="22"/>
          <w:rPrChange w:id="5" w:author="Brody Zhang" w:date="2020-11-06T11:36:00Z">
            <w:rPr>
              <w:ins w:id="6" w:author="Brody Zhang" w:date="2020-11-06T11:32:00Z"/>
              <w:sz w:val="40"/>
            </w:rPr>
          </w:rPrChange>
        </w:rPr>
        <w:pPrChange w:id="3" w:author="Brody Zhang" w:date="2020-11-06T11:32:00Z">
          <w:pPr>
            <w:jc w:val="center"/>
          </w:pPr>
        </w:pPrChange>
      </w:pPr>
      <w:ins w:id="7" w:author="Brody Zhang" w:date="2020-11-06T11:32:00Z">
        <w:r>
          <w:rPr>
            <w:rFonts w:hint="eastAsia"/>
            <w:b/>
            <w:color w:val="FF0000"/>
            <w:sz w:val="22"/>
            <w:rPrChange w:id="8" w:author="Brody Zhang" w:date="2020-11-06T11:36:00Z">
              <w:rPr>
                <w:rFonts w:hint="eastAsia"/>
                <w:sz w:val="40"/>
              </w:rPr>
            </w:rPrChange>
          </w:rPr>
          <w:t>注意：</w:t>
        </w:r>
      </w:ins>
    </w:p>
    <w:p>
      <w:pPr>
        <w:pStyle w:val="17"/>
        <w:numPr>
          <w:ilvl w:val="0"/>
          <w:numId w:val="3"/>
        </w:numPr>
        <w:ind w:firstLineChars="0"/>
        <w:jc w:val="center"/>
        <w:rPr>
          <w:ins w:id="10" w:author="Brody Zhang" w:date="2020-11-06T11:32:00Z"/>
          <w:sz w:val="22"/>
          <w:rPrChange w:id="11" w:author="Brody Zhang" w:date="2020-11-06T11:36:00Z">
            <w:rPr>
              <w:ins w:id="12" w:author="Brody Zhang" w:date="2020-11-06T11:32:00Z"/>
            </w:rPr>
          </w:rPrChange>
        </w:rPr>
        <w:pPrChange w:id="9" w:author="Brody Zhang" w:date="2020-11-06T11:32:00Z">
          <w:pPr>
            <w:jc w:val="center"/>
          </w:pPr>
        </w:pPrChange>
      </w:pPr>
      <w:ins w:id="13" w:author="Brody Zhang" w:date="2020-11-06T11:32:00Z">
        <w:r>
          <w:rPr>
            <w:rFonts w:hint="eastAsia"/>
            <w:sz w:val="22"/>
            <w:rPrChange w:id="14" w:author="Brody Zhang" w:date="2020-11-06T11:36:00Z">
              <w:rPr>
                <w:rFonts w:hint="eastAsia"/>
              </w:rPr>
            </w:rPrChange>
          </w:rPr>
          <w:t>请保证飞行器固件版本至少为</w:t>
        </w:r>
      </w:ins>
      <w:ins w:id="15" w:author="Brody Zhang" w:date="2020-11-06T11:32:00Z">
        <w:r>
          <w:rPr>
            <w:rFonts w:hint="eastAsia"/>
            <w:sz w:val="22"/>
            <w:rPrChange w:id="16" w:author="Brody Zhang" w:date="2020-11-06T11:36:00Z">
              <w:rPr>
                <w:rFonts w:hint="eastAsia"/>
              </w:rPr>
            </w:rPrChange>
          </w:rPr>
          <w:t>2.5.1.6</w:t>
        </w:r>
      </w:ins>
      <w:ins w:id="17" w:author="Brody Zhang" w:date="2020-11-06T11:32:00Z">
        <w:r>
          <w:rPr>
            <w:rFonts w:hint="eastAsia"/>
            <w:sz w:val="22"/>
            <w:rPrChange w:id="18" w:author="Brody Zhang" w:date="2020-11-06T11:36:00Z">
              <w:rPr>
                <w:rFonts w:hint="eastAsia"/>
                <w:sz w:val="40"/>
              </w:rPr>
            </w:rPrChange>
          </w:rPr>
          <w:t>，扩展模块</w:t>
        </w:r>
      </w:ins>
      <w:ins w:id="19" w:author="Brody Zhang" w:date="2020-11-06T11:32:00Z">
        <w:r>
          <w:rPr>
            <w:rFonts w:hint="eastAsia"/>
            <w:sz w:val="22"/>
            <w:rPrChange w:id="20" w:author="Brody Zhang" w:date="2020-11-06T11:36:00Z">
              <w:rPr>
                <w:rFonts w:hint="eastAsia"/>
                <w:sz w:val="40"/>
              </w:rPr>
            </w:rPrChange>
          </w:rPr>
          <w:t>WiFi</w:t>
        </w:r>
      </w:ins>
      <w:ins w:id="21" w:author="Brody Zhang" w:date="2020-11-06T11:33:00Z">
        <w:r>
          <w:rPr>
            <w:rFonts w:hint="eastAsia"/>
            <w:sz w:val="22"/>
            <w:rPrChange w:id="22" w:author="Brody Zhang" w:date="2020-11-06T11:36:00Z">
              <w:rPr>
                <w:rFonts w:hint="eastAsia"/>
                <w:sz w:val="40"/>
              </w:rPr>
            </w:rPrChange>
          </w:rPr>
          <w:t>版本至少为</w:t>
        </w:r>
      </w:ins>
      <w:ins w:id="23" w:author="Brody Zhang" w:date="2020-11-06T11:33:00Z">
        <w:r>
          <w:rPr>
            <w:rFonts w:hint="eastAsia"/>
            <w:sz w:val="22"/>
            <w:rPrChange w:id="24" w:author="Brody Zhang" w:date="2020-11-06T11:36:00Z">
              <w:rPr>
                <w:rFonts w:hint="eastAsia"/>
                <w:sz w:val="40"/>
              </w:rPr>
            </w:rPrChange>
          </w:rPr>
          <w:t>1.0.0.34</w:t>
        </w:r>
      </w:ins>
      <w:ins w:id="25" w:author="Brody Zhang" w:date="2020-11-06T11:39:00Z">
        <w:r>
          <w:rPr>
            <w:rFonts w:hint="eastAsia"/>
            <w:sz w:val="22"/>
          </w:rPr>
          <w:t>，TELLO EDU</w:t>
        </w:r>
      </w:ins>
      <w:ins w:id="26" w:author="Brody Zhang" w:date="2020-11-06T11:39:00Z">
        <w:r>
          <w:rPr>
            <w:sz w:val="22"/>
          </w:rPr>
          <w:t xml:space="preserve"> APP</w:t>
        </w:r>
      </w:ins>
      <w:ins w:id="27" w:author="Brody Zhang" w:date="2020-11-06T11:39:00Z">
        <w:r>
          <w:rPr>
            <w:rFonts w:hint="eastAsia"/>
            <w:sz w:val="22"/>
          </w:rPr>
          <w:t>版本至少为1.5.5.6，Mind+版本至少为RC3.0</w:t>
        </w:r>
      </w:ins>
    </w:p>
    <w:p>
      <w:pPr>
        <w:pStyle w:val="17"/>
        <w:numPr>
          <w:ilvl w:val="0"/>
          <w:numId w:val="3"/>
        </w:numPr>
        <w:ind w:firstLineChars="0"/>
        <w:jc w:val="center"/>
        <w:rPr>
          <w:ins w:id="29" w:author="Brody Zhang" w:date="2020-11-06T11:42:00Z"/>
          <w:sz w:val="22"/>
        </w:rPr>
        <w:pPrChange w:id="28" w:author="Brody Zhang" w:date="2020-11-06T11:32:00Z">
          <w:pPr>
            <w:jc w:val="center"/>
          </w:pPr>
        </w:pPrChange>
      </w:pPr>
      <w:ins w:id="30" w:author="Brody Zhang" w:date="2020-11-06T11:35:00Z">
        <w:r>
          <w:rPr>
            <w:rFonts w:hint="eastAsia"/>
            <w:sz w:val="22"/>
            <w:rPrChange w:id="31" w:author="Brody Zhang" w:date="2020-11-06T11:36:00Z">
              <w:rPr>
                <w:rFonts w:hint="eastAsia"/>
                <w:sz w:val="40"/>
              </w:rPr>
            </w:rPrChange>
          </w:rPr>
          <w:t>飞机不支持加入名称带有空格、“</w:t>
        </w:r>
      </w:ins>
      <w:ins w:id="32" w:author="Brody Zhang" w:date="2020-11-06T11:35:00Z">
        <w:r>
          <w:rPr>
            <w:rFonts w:hint="eastAsia"/>
            <w:sz w:val="22"/>
            <w:rPrChange w:id="33" w:author="Brody Zhang" w:date="2020-11-06T11:36:00Z">
              <w:rPr>
                <w:rFonts w:hint="eastAsia"/>
                <w:sz w:val="40"/>
              </w:rPr>
            </w:rPrChange>
          </w:rPr>
          <w:t>.</w:t>
        </w:r>
      </w:ins>
      <w:ins w:id="34" w:author="Brody Zhang" w:date="2020-11-06T11:35:00Z">
        <w:r>
          <w:rPr>
            <w:rFonts w:hint="eastAsia"/>
            <w:sz w:val="22"/>
            <w:rPrChange w:id="35" w:author="Brody Zhang" w:date="2020-11-06T11:36:00Z">
              <w:rPr>
                <w:rFonts w:hint="eastAsia"/>
                <w:sz w:val="40"/>
              </w:rPr>
            </w:rPrChange>
          </w:rPr>
          <w:t>”或者其他特殊字符的路由器</w:t>
        </w:r>
      </w:ins>
      <w:ins w:id="36" w:author="Brody Zhang" w:date="2020-11-06T11:36:00Z">
        <w:r>
          <w:rPr>
            <w:rFonts w:hint="eastAsia"/>
            <w:sz w:val="22"/>
            <w:rPrChange w:id="37" w:author="Brody Zhang" w:date="2020-11-06T11:36:00Z">
              <w:rPr>
                <w:rFonts w:hint="eastAsia"/>
                <w:sz w:val="40"/>
              </w:rPr>
            </w:rPrChange>
          </w:rPr>
          <w:t>，建议使用字母、数字和“</w:t>
        </w:r>
      </w:ins>
      <w:ins w:id="38" w:author="Brody Zhang" w:date="2020-11-06T11:36:00Z">
        <w:r>
          <w:rPr>
            <w:rFonts w:hint="eastAsia"/>
            <w:sz w:val="22"/>
            <w:rPrChange w:id="39" w:author="Brody Zhang" w:date="2020-11-06T11:36:00Z">
              <w:rPr>
                <w:rFonts w:hint="eastAsia"/>
                <w:sz w:val="40"/>
              </w:rPr>
            </w:rPrChange>
          </w:rPr>
          <w:t>-</w:t>
        </w:r>
      </w:ins>
      <w:ins w:id="40" w:author="Brody Zhang" w:date="2020-11-06T11:36:00Z">
        <w:r>
          <w:rPr>
            <w:rFonts w:hint="eastAsia"/>
            <w:sz w:val="22"/>
            <w:rPrChange w:id="41" w:author="Brody Zhang" w:date="2020-11-06T11:36:00Z">
              <w:rPr>
                <w:rFonts w:hint="eastAsia"/>
                <w:sz w:val="40"/>
              </w:rPr>
            </w:rPrChange>
          </w:rPr>
          <w:t>”的组合</w:t>
        </w:r>
      </w:ins>
    </w:p>
    <w:p>
      <w:pPr>
        <w:pStyle w:val="17"/>
        <w:numPr>
          <w:ilvl w:val="0"/>
          <w:numId w:val="3"/>
        </w:numPr>
        <w:ind w:firstLineChars="0"/>
        <w:jc w:val="center"/>
        <w:rPr>
          <w:ins w:id="43" w:author="Brody Zhang" w:date="2020-11-06T11:35:00Z"/>
          <w:sz w:val="22"/>
          <w:rPrChange w:id="44" w:author="Brody Zhang" w:date="2020-11-06T11:36:00Z">
            <w:rPr>
              <w:ins w:id="45" w:author="Brody Zhang" w:date="2020-11-06T11:35:00Z"/>
              <w:sz w:val="40"/>
            </w:rPr>
          </w:rPrChange>
        </w:rPr>
        <w:pPrChange w:id="42" w:author="Brody Zhang" w:date="2020-11-06T11:32:00Z">
          <w:pPr>
            <w:jc w:val="center"/>
          </w:pPr>
        </w:pPrChange>
      </w:pPr>
      <w:ins w:id="46" w:author="Brody Zhang" w:date="2020-11-06T11:42:00Z">
        <w:r>
          <w:rPr>
            <w:rFonts w:hint="eastAsia"/>
            <w:sz w:val="22"/>
          </w:rPr>
          <w:t>请关闭路由器的双频合一功能，如可以请固定到</w:t>
        </w:r>
      </w:ins>
      <w:ins w:id="47" w:author="Brody Zhang" w:date="2020-11-06T11:43:00Z">
        <w:r>
          <w:rPr>
            <w:rFonts w:hint="eastAsia"/>
            <w:sz w:val="22"/>
          </w:rPr>
          <w:t>到149-165中干扰较小的信道，查看信道干扰情况可以使用</w:t>
        </w:r>
      </w:ins>
      <w:ins w:id="48" w:author="Brody Zhang" w:date="2020-11-06T11:44:00Z">
        <w:r>
          <w:rPr>
            <w:rFonts w:hint="eastAsia"/>
            <w:sz w:val="22"/>
          </w:rPr>
          <w:t>Cellular-Z</w:t>
        </w:r>
      </w:ins>
      <w:ins w:id="49" w:author="Brody Zhang" w:date="2020-11-06T11:44:00Z">
        <w:r>
          <w:rPr>
            <w:sz w:val="22"/>
          </w:rPr>
          <w:t xml:space="preserve"> APP</w:t>
        </w:r>
      </w:ins>
      <w:ins w:id="50" w:author="Brody Zhang" w:date="2020-11-06T11:44:00Z">
        <w:r>
          <w:rPr>
            <w:rFonts w:hint="eastAsia"/>
            <w:sz w:val="22"/>
          </w:rPr>
          <w:t>查看</w:t>
        </w:r>
      </w:ins>
    </w:p>
    <w:p>
      <w:pPr>
        <w:pStyle w:val="17"/>
        <w:numPr>
          <w:ilvl w:val="0"/>
          <w:numId w:val="3"/>
        </w:numPr>
        <w:ind w:firstLineChars="0"/>
        <w:jc w:val="center"/>
        <w:rPr>
          <w:ins w:id="52" w:author="Brody Zhang" w:date="2020-11-06T11:37:00Z"/>
          <w:sz w:val="22"/>
        </w:rPr>
        <w:pPrChange w:id="51" w:author="Brody Zhang" w:date="2020-11-06T11:32:00Z">
          <w:pPr>
            <w:jc w:val="center"/>
          </w:pPr>
        </w:pPrChange>
      </w:pPr>
      <w:ins w:id="53" w:author="Brody Zhang" w:date="2020-11-06T11:33:00Z">
        <w:r>
          <w:rPr>
            <w:rFonts w:hint="eastAsia"/>
            <w:sz w:val="22"/>
            <w:rPrChange w:id="54" w:author="Brody Zhang" w:date="2020-11-06T11:36:00Z">
              <w:rPr>
                <w:rFonts w:hint="eastAsia"/>
                <w:sz w:val="40"/>
              </w:rPr>
            </w:rPrChange>
          </w:rPr>
          <w:t>飞机携带扩展模块编队时，由于飞机</w:t>
        </w:r>
      </w:ins>
      <w:ins w:id="55" w:author="Brody Zhang" w:date="2020-11-06T11:34:00Z">
        <w:r>
          <w:rPr>
            <w:rFonts w:hint="eastAsia"/>
            <w:sz w:val="22"/>
            <w:rPrChange w:id="56" w:author="Brody Zhang" w:date="2020-11-06T11:36:00Z">
              <w:rPr>
                <w:rFonts w:hint="eastAsia"/>
                <w:sz w:val="40"/>
              </w:rPr>
            </w:rPrChange>
          </w:rPr>
          <w:t>重心偏上且模块不对称，翻滚动作对飞机</w:t>
        </w:r>
      </w:ins>
      <w:ins w:id="57" w:author="Brody Zhang" w:date="2020-11-06T11:35:00Z">
        <w:r>
          <w:rPr>
            <w:rFonts w:hint="eastAsia"/>
            <w:sz w:val="22"/>
            <w:rPrChange w:id="58" w:author="Brody Zhang" w:date="2020-11-06T11:36:00Z">
              <w:rPr>
                <w:rFonts w:hint="eastAsia"/>
                <w:sz w:val="40"/>
              </w:rPr>
            </w:rPrChange>
          </w:rPr>
          <w:t>结构完整性和电池电量要求较高，不建议</w:t>
        </w:r>
      </w:ins>
      <w:ins w:id="59" w:author="Brody Zhang" w:date="2020-11-06T11:42:00Z">
        <w:r>
          <w:rPr>
            <w:rFonts w:hint="eastAsia"/>
            <w:sz w:val="22"/>
          </w:rPr>
          <w:t>编队</w:t>
        </w:r>
      </w:ins>
      <w:ins w:id="60" w:author="Brody Zhang" w:date="2020-11-06T11:35:00Z">
        <w:r>
          <w:rPr>
            <w:rFonts w:hint="eastAsia"/>
            <w:sz w:val="22"/>
            <w:rPrChange w:id="61" w:author="Brody Zhang" w:date="2020-11-06T11:36:00Z">
              <w:rPr>
                <w:rFonts w:hint="eastAsia"/>
                <w:sz w:val="40"/>
              </w:rPr>
            </w:rPrChange>
          </w:rPr>
          <w:t>表演</w:t>
        </w:r>
      </w:ins>
    </w:p>
    <w:p>
      <w:pPr>
        <w:pStyle w:val="17"/>
        <w:numPr>
          <w:ilvl w:val="0"/>
          <w:numId w:val="3"/>
        </w:numPr>
        <w:ind w:firstLineChars="0"/>
        <w:jc w:val="center"/>
        <w:rPr>
          <w:ins w:id="63" w:author="Brody Zhang" w:date="2020-11-06T11:38:00Z"/>
          <w:sz w:val="22"/>
        </w:rPr>
        <w:pPrChange w:id="62" w:author="Brody Zhang" w:date="2020-11-06T11:32:00Z">
          <w:pPr>
            <w:jc w:val="center"/>
          </w:pPr>
        </w:pPrChange>
      </w:pPr>
      <w:ins w:id="64" w:author="Brody Zhang" w:date="2020-11-06T11:37:00Z">
        <w:r>
          <w:rPr>
            <w:rFonts w:hint="eastAsia"/>
            <w:sz w:val="22"/>
          </w:rPr>
          <w:t>飞机出现自旋为动力饱和</w:t>
        </w:r>
      </w:ins>
      <w:ins w:id="65" w:author="Brody Zhang" w:date="2020-11-06T11:38:00Z">
        <w:r>
          <w:rPr>
            <w:rFonts w:hint="eastAsia"/>
            <w:sz w:val="22"/>
          </w:rPr>
          <w:t>飞行气流</w:t>
        </w:r>
      </w:ins>
      <w:ins w:id="66" w:author="Brody Zhang" w:date="2020-11-06T11:37:00Z">
        <w:r>
          <w:rPr>
            <w:rFonts w:hint="eastAsia"/>
            <w:sz w:val="22"/>
          </w:rPr>
          <w:t>所致</w:t>
        </w:r>
      </w:ins>
      <w:ins w:id="67" w:author="Brody Zhang" w:date="2020-11-06T11:38:00Z">
        <w:r>
          <w:rPr>
            <w:rFonts w:hint="eastAsia"/>
            <w:sz w:val="22"/>
          </w:rPr>
          <w:t>，请保持编队飞机距离或更换电池，并远离空调出风口</w:t>
        </w:r>
      </w:ins>
    </w:p>
    <w:p>
      <w:pPr>
        <w:pStyle w:val="17"/>
        <w:numPr>
          <w:ilvl w:val="0"/>
          <w:numId w:val="3"/>
        </w:numPr>
        <w:ind w:firstLineChars="0"/>
        <w:jc w:val="center"/>
        <w:rPr>
          <w:rFonts w:hint="eastAsia"/>
          <w:sz w:val="22"/>
          <w:rPrChange w:id="69" w:author="Brody Zhang" w:date="2020-11-06T11:36:00Z">
            <w:rPr>
              <w:rFonts w:hint="eastAsia"/>
            </w:rPr>
          </w:rPrChange>
        </w:rPr>
        <w:pPrChange w:id="68" w:author="Brody Zhang" w:date="2020-11-06T11:32:00Z">
          <w:pPr>
            <w:jc w:val="center"/>
          </w:pPr>
        </w:pPrChange>
      </w:pPr>
      <w:ins w:id="70" w:author="Brody Zhang" w:date="2020-11-06T11:39:00Z">
        <w:r>
          <w:rPr>
            <w:rFonts w:hint="eastAsia"/>
            <w:sz w:val="22"/>
          </w:rPr>
          <w:t>推荐</w:t>
        </w:r>
      </w:ins>
      <w:ins w:id="71" w:author="Brody Zhang" w:date="2020-11-06T11:40:00Z">
        <w:r>
          <w:rPr>
            <w:rFonts w:hint="eastAsia"/>
            <w:sz w:val="22"/>
          </w:rPr>
          <w:t>使用3*3</w:t>
        </w:r>
      </w:ins>
      <w:ins w:id="72" w:author="Brody Zhang" w:date="2020-11-06T11:42:00Z">
        <w:r>
          <w:rPr>
            <w:rFonts w:hint="eastAsia"/>
            <w:sz w:val="22"/>
          </w:rPr>
          <w:t>或者5*5</w:t>
        </w:r>
      </w:ins>
      <w:ins w:id="73" w:author="Brody Zhang" w:date="2020-11-06T11:40:00Z">
        <w:r>
          <w:rPr>
            <w:rFonts w:hint="eastAsia"/>
            <w:sz w:val="22"/>
          </w:rPr>
          <w:t>地毯，使用2*2地毯请保持良好的光照条件</w:t>
        </w:r>
      </w:ins>
    </w:p>
    <w:p>
      <w:pPr>
        <w:pStyle w:val="2"/>
      </w:pPr>
      <w:ins w:id="74" w:author="Wenyan.Deng(邓文妍)" w:date="2020-09-11T10:22:00Z">
        <w:r>
          <w:rPr/>
          <w:t>飞行器连接路由器</w:t>
        </w:r>
      </w:ins>
      <w:del w:id="75" w:author="Wenyan.Deng(邓文妍)" w:date="2020-09-11T10:22:00Z">
        <w:r>
          <w:rPr/>
          <w:delText>路由</w:delText>
        </w:r>
      </w:del>
      <w:del w:id="76" w:author="Wenyan.Deng(邓文妍)" w:date="2020-09-11T10:22:00Z">
        <w:r>
          <w:rPr>
            <w:rFonts w:hint="eastAsia"/>
          </w:rPr>
          <w:delText>模式</w:delText>
        </w:r>
      </w:del>
      <w:del w:id="77" w:author="Wenyan.Deng(邓文妍)" w:date="2020-09-11T10:22:00Z">
        <w:r>
          <w:rPr/>
          <w:delText>相关说明</w:delText>
        </w:r>
      </w:del>
    </w:p>
    <w:p>
      <w:pPr>
        <w:pStyle w:val="3"/>
      </w:pPr>
      <w:r>
        <w:rPr>
          <w:rFonts w:hint="eastAsia"/>
        </w:rPr>
        <w:t>切换</w:t>
      </w:r>
      <w:r>
        <w:t>路由</w:t>
      </w:r>
      <w:r>
        <w:rPr>
          <w:rFonts w:hint="eastAsia"/>
        </w:rPr>
        <w:t>模式</w:t>
      </w:r>
    </w:p>
    <w:p>
      <w:r>
        <w:rPr>
          <w:rFonts w:hint="eastAsia"/>
        </w:rPr>
        <w:t>使用</w:t>
      </w:r>
      <w:r>
        <w:t>路由模式需先将拓展模块的模式切到路由</w:t>
      </w:r>
      <w:r>
        <w:rPr>
          <w:rFonts w:hint="eastAsia"/>
        </w:rPr>
        <w:t>模式</w:t>
      </w:r>
      <w:r>
        <w:t>下。</w:t>
      </w:r>
    </w:p>
    <w:p>
      <w:pPr>
        <w:ind w:left="360"/>
      </w:pPr>
      <w:r>
        <w:drawing>
          <wp:inline distT="0" distB="0" distL="0" distR="0">
            <wp:extent cx="2162175" cy="30060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68182" cy="301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设置</w:t>
      </w:r>
      <w:r>
        <w:t>路由器</w:t>
      </w:r>
      <w:r>
        <w:rPr>
          <w:rFonts w:hint="eastAsia"/>
        </w:rPr>
        <w:t>SSID和</w:t>
      </w:r>
      <w:r>
        <w:t>密码</w:t>
      </w:r>
    </w:p>
    <w:p>
      <w:r>
        <w:rPr>
          <w:rFonts w:hint="eastAsia"/>
        </w:rPr>
        <w:t>出厂</w:t>
      </w:r>
      <w:r>
        <w:t>固件</w:t>
      </w:r>
      <w:r>
        <w:rPr>
          <w:rFonts w:hint="eastAsia"/>
        </w:rPr>
        <w:t>自带</w:t>
      </w:r>
      <w:r>
        <w:t>路由配置信息为</w:t>
      </w:r>
      <w:r>
        <w:rPr>
          <w:rFonts w:hint="eastAsia"/>
        </w:rPr>
        <w:t>：WIFI SSID“</w:t>
      </w:r>
      <w:r>
        <w:t>RMTT-AP</w:t>
      </w:r>
      <w:r>
        <w:rPr>
          <w:rFonts w:hint="eastAsia"/>
        </w:rPr>
        <w:t>”，</w:t>
      </w:r>
      <w:r>
        <w:t>密码</w:t>
      </w:r>
      <w:r>
        <w:rPr>
          <w:rFonts w:hint="eastAsia"/>
        </w:rPr>
        <w:t>“</w:t>
      </w:r>
      <w:r>
        <w:t>123456789</w:t>
      </w:r>
      <w:r>
        <w:rPr>
          <w:rFonts w:hint="eastAsia"/>
        </w:rPr>
        <w:t>”。将</w:t>
      </w:r>
      <w:r>
        <w:t>路由器对应</w:t>
      </w:r>
      <w:r>
        <w:rPr>
          <w:rFonts w:hint="eastAsia"/>
        </w:rPr>
        <w:t>频段</w:t>
      </w:r>
      <w:r>
        <w:t>的</w:t>
      </w:r>
      <w:r>
        <w:rPr>
          <w:rFonts w:hint="eastAsia"/>
        </w:rPr>
        <w:t xml:space="preserve">WIFI </w:t>
      </w:r>
      <w:r>
        <w:t>SSID</w:t>
      </w:r>
      <w:r>
        <w:rPr>
          <w:rFonts w:hint="eastAsia"/>
        </w:rPr>
        <w:t>和</w:t>
      </w:r>
      <w:r>
        <w:t>密码改为</w:t>
      </w:r>
      <w:r>
        <w:rPr>
          <w:rFonts w:hint="eastAsia"/>
        </w:rPr>
        <w:t>固件</w:t>
      </w:r>
      <w:r>
        <w:t>自带的路由配置信息</w:t>
      </w:r>
      <w:r>
        <w:rPr>
          <w:rFonts w:hint="eastAsia"/>
        </w:rPr>
        <w:t>即可</w:t>
      </w:r>
      <w:r>
        <w:t>快速加入路由器。</w:t>
      </w:r>
    </w:p>
    <w:p>
      <w:pPr>
        <w:ind w:left="360"/>
      </w:pPr>
      <w:r>
        <w:drawing>
          <wp:inline distT="0" distB="0" distL="0" distR="0">
            <wp:extent cx="4895215" cy="440944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注意事项</w:t>
      </w:r>
    </w:p>
    <w:p>
      <w:r>
        <w:t>1</w:t>
      </w:r>
      <w:r>
        <w:rPr>
          <w:rFonts w:hint="eastAsia"/>
        </w:rPr>
        <w:t>）使用</w:t>
      </w:r>
      <w:r>
        <w:t>环境中</w:t>
      </w:r>
      <w:del w:id="78" w:author="Wenyan.Deng(邓文妍)" w:date="2020-09-11T10:16:00Z">
        <w:r>
          <w:rPr/>
          <w:delText>尽量</w:delText>
        </w:r>
      </w:del>
      <w:ins w:id="79" w:author="Wenyan.Deng(邓文妍)" w:date="2020-09-11T10:16:00Z">
        <w:r>
          <w:rPr/>
          <w:t>有且</w:t>
        </w:r>
      </w:ins>
      <w:r>
        <w:t>仅有一个</w:t>
      </w:r>
      <w:r>
        <w:rPr>
          <w:rFonts w:hint="eastAsia"/>
        </w:rPr>
        <w:t>RMTT-AP的WIFI，</w:t>
      </w:r>
      <w:del w:id="80" w:author="Wenyan.Deng(邓文妍)" w:date="2020-09-11T10:16:00Z">
        <w:r>
          <w:rPr>
            <w:rFonts w:hint="eastAsia"/>
          </w:rPr>
          <w:delText>飞行器</w:delText>
        </w:r>
      </w:del>
      <w:r>
        <w:t>防止</w:t>
      </w:r>
      <w:ins w:id="81" w:author="Wenyan.Deng(邓文妍)" w:date="2020-09-11T10:16:00Z">
        <w:r>
          <w:rPr/>
          <w:t>飞行器</w:t>
        </w:r>
      </w:ins>
      <w:r>
        <w:t>加入错误的路由器中</w:t>
      </w:r>
      <w:r>
        <w:rPr>
          <w:rFonts w:hint="eastAsia"/>
        </w:rPr>
        <w:t>。</w:t>
      </w:r>
    </w:p>
    <w:p>
      <w:r>
        <w:rPr>
          <w:rFonts w:hint="eastAsia"/>
        </w:rPr>
        <w:t>2）可以使用软件或SDK对拓展</w:t>
      </w:r>
      <w:r>
        <w:t>模块的路由配置进行修改，</w:t>
      </w:r>
      <w:ins w:id="82" w:author="Wenyan.Deng(邓文妍)" w:date="2020-09-11T10:19:00Z">
        <w:r>
          <w:rPr/>
          <w:t>拓展模块的路由器配置信息需要与路由器WiFi信息保持一致</w:t>
        </w:r>
      </w:ins>
      <w:ins w:id="83" w:author="Wenyan.Deng(邓文妍)" w:date="2020-09-11T10:19:00Z">
        <w:r>
          <w:rPr>
            <w:rFonts w:hint="eastAsia"/>
          </w:rPr>
          <w:t>。</w:t>
        </w:r>
      </w:ins>
      <w:del w:id="84" w:author="Wenyan.Deng(邓文妍)" w:date="2020-09-11T10:19:00Z">
        <w:r>
          <w:rPr>
            <w:rFonts w:hint="eastAsia"/>
          </w:rPr>
          <w:delText>需</w:delText>
        </w:r>
      </w:del>
      <w:del w:id="85" w:author="Wenyan.Deng(邓文妍)" w:date="2020-09-11T10:19:00Z">
        <w:r>
          <w:rPr/>
          <w:delText>同时将路由</w:delText>
        </w:r>
      </w:del>
      <w:del w:id="86" w:author="Wenyan.Deng(邓文妍)" w:date="2020-09-11T10:19:00Z">
        <w:r>
          <w:rPr>
            <w:rFonts w:hint="eastAsia"/>
          </w:rPr>
          <w:delText>器WIFI信息</w:delText>
        </w:r>
      </w:del>
      <w:del w:id="87" w:author="Wenyan.Deng(邓文妍)" w:date="2020-09-11T10:19:00Z">
        <w:r>
          <w:rPr/>
          <w:delText>修改</w:delText>
        </w:r>
      </w:del>
      <w:del w:id="88" w:author="Wenyan.Deng(邓文妍)" w:date="2020-09-11T10:19:00Z">
        <w:r>
          <w:rPr>
            <w:rFonts w:hint="eastAsia"/>
          </w:rPr>
          <w:delText>为</w:delText>
        </w:r>
      </w:del>
      <w:del w:id="89" w:author="Wenyan.Deng(邓文妍)" w:date="2020-09-11T10:19:00Z">
        <w:r>
          <w:rPr/>
          <w:delText>与拓展模块的</w:delText>
        </w:r>
      </w:del>
      <w:del w:id="90" w:author="Wenyan.Deng(邓文妍)" w:date="2020-09-11T10:19:00Z">
        <w:r>
          <w:rPr>
            <w:rFonts w:hint="eastAsia"/>
          </w:rPr>
          <w:delText>路由</w:delText>
        </w:r>
      </w:del>
      <w:del w:id="91" w:author="Wenyan.Deng(邓文妍)" w:date="2020-09-11T10:19:00Z">
        <w:r>
          <w:rPr/>
          <w:delText>配置信息</w:delText>
        </w:r>
      </w:del>
      <w:del w:id="92" w:author="Wenyan.Deng(邓文妍)" w:date="2020-09-11T10:19:00Z">
        <w:r>
          <w:rPr>
            <w:rFonts w:hint="eastAsia"/>
          </w:rPr>
          <w:delText>一致</w:delText>
        </w:r>
      </w:del>
      <w:del w:id="93" w:author="Wenyan.Deng(邓文妍)" w:date="2020-09-11T10:19:00Z">
        <w:r>
          <w:rPr/>
          <w:delText>。</w:delText>
        </w:r>
      </w:del>
    </w:p>
    <w:p>
      <w:pPr>
        <w:pStyle w:val="17"/>
        <w:ind w:left="735" w:firstLine="0" w:firstLineChars="0"/>
      </w:pPr>
    </w:p>
    <w:p>
      <w:pPr>
        <w:pStyle w:val="2"/>
      </w:pPr>
      <w:r>
        <w:t>Mind+多机使用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获取</w:t>
      </w:r>
      <w:r>
        <w:t>飞行器</w:t>
      </w:r>
      <w:r>
        <w:rPr>
          <w:rFonts w:hint="eastAsia"/>
        </w:rPr>
        <w:t>SN</w:t>
      </w:r>
    </w:p>
    <w:p>
      <w:r>
        <w:rPr>
          <w:rFonts w:hint="eastAsia"/>
        </w:rPr>
        <w:t>Mind</w:t>
      </w:r>
      <w:r>
        <w:t>+</w:t>
      </w:r>
      <w:r>
        <w:rPr>
          <w:rFonts w:hint="eastAsia"/>
        </w:rPr>
        <w:t>需要通过SN对飞行器</w:t>
      </w:r>
      <w:r>
        <w:t>进行编号，</w:t>
      </w:r>
      <w:r>
        <w:rPr>
          <w:rFonts w:hint="eastAsia"/>
        </w:rPr>
        <w:t>因此</w:t>
      </w:r>
      <w:r>
        <w:t>需要</w:t>
      </w:r>
      <w:ins w:id="94" w:author="Wenyan.Deng(邓文妍)" w:date="2020-09-11T10:23:00Z">
        <w:r>
          <w:rPr/>
          <w:t>在飞行器连接路由器前</w:t>
        </w:r>
      </w:ins>
      <w:r>
        <w:t>先</w:t>
      </w:r>
      <w:r>
        <w:rPr>
          <w:rFonts w:hint="eastAsia"/>
        </w:rPr>
        <w:t>获取</w:t>
      </w:r>
      <w:r>
        <w:t>飞行器</w:t>
      </w:r>
      <w:r>
        <w:rPr>
          <w:rFonts w:hint="eastAsia"/>
        </w:rPr>
        <w:t>SN</w:t>
      </w:r>
    </w:p>
    <w:p/>
    <w:p>
      <w:pPr>
        <w:pStyle w:val="17"/>
        <w:ind w:left="735" w:firstLine="0" w:firstLineChars="0"/>
      </w:pPr>
      <w:r>
        <w:t>A</w:t>
      </w:r>
      <w:r>
        <w:rPr>
          <w:rFonts w:hint="eastAsia"/>
        </w:rPr>
        <w:t>方法：记下</w:t>
      </w:r>
      <w:r>
        <w:t>机身</w:t>
      </w:r>
      <w:r>
        <w:rPr>
          <w:rFonts w:hint="eastAsia"/>
        </w:rPr>
        <w:t>电池</w:t>
      </w:r>
      <w:r>
        <w:t>仓内部</w:t>
      </w:r>
      <w:r>
        <w:rPr>
          <w:rFonts w:hint="eastAsia"/>
        </w:rPr>
        <w:t>SN码</w:t>
      </w:r>
    </w:p>
    <w:p>
      <w:pPr>
        <w:pStyle w:val="17"/>
        <w:ind w:left="735" w:firstLine="0" w:firstLineChars="0"/>
      </w:pPr>
      <w:r>
        <w:drawing>
          <wp:inline distT="0" distB="0" distL="0" distR="0">
            <wp:extent cx="5274310" cy="32340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ind w:left="735" w:firstLine="0" w:firstLineChars="0"/>
      </w:pPr>
      <w:r>
        <w:rPr>
          <w:rFonts w:hint="eastAsia"/>
        </w:rPr>
        <w:t>B方法</w:t>
      </w:r>
      <w:r>
        <w:t>：</w:t>
      </w:r>
      <w:r>
        <w:rPr>
          <w:rFonts w:hint="eastAsia"/>
        </w:rPr>
        <w:t>直连</w:t>
      </w:r>
      <w:r>
        <w:t>飞行器，通过</w:t>
      </w:r>
      <w:r>
        <w:rPr>
          <w:rFonts w:hint="eastAsia"/>
        </w:rPr>
        <w:t>SDK的</w:t>
      </w:r>
      <w:r>
        <w:t>方式</w:t>
      </w:r>
      <w:r>
        <w:rPr>
          <w:rFonts w:hint="eastAsia"/>
        </w:rPr>
        <w:t>获取SN码</w:t>
      </w:r>
    </w:p>
    <w:p>
      <w:pPr>
        <w:pStyle w:val="17"/>
        <w:ind w:left="735" w:firstLine="0" w:firstLineChars="0"/>
      </w:pPr>
      <w:r>
        <w:drawing>
          <wp:inline distT="0" distB="0" distL="0" distR="0">
            <wp:extent cx="5274310" cy="25184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ind w:left="735" w:firstLine="0" w:firstLineChars="0"/>
      </w:pPr>
      <w:r>
        <w:rPr>
          <w:rFonts w:hint="eastAsia"/>
        </w:rPr>
        <w:t>C方法</w:t>
      </w:r>
      <w:r>
        <w:t>：</w:t>
      </w:r>
      <w:r>
        <w:rPr>
          <w:rFonts w:hint="eastAsia"/>
        </w:rPr>
        <w:t>直连</w:t>
      </w:r>
      <w:r>
        <w:t>飞行器，通过</w:t>
      </w:r>
      <w:r>
        <w:rPr>
          <w:rFonts w:hint="eastAsia"/>
        </w:rPr>
        <w:t>UDP的</w:t>
      </w:r>
      <w:r>
        <w:t>方式</w:t>
      </w:r>
      <w:r>
        <w:rPr>
          <w:rFonts w:hint="eastAsia"/>
        </w:rPr>
        <w:t>获取SN码</w:t>
      </w:r>
    </w:p>
    <w:p>
      <w:pPr>
        <w:pStyle w:val="17"/>
        <w:ind w:left="735" w:firstLine="0" w:firstLineChars="0"/>
      </w:pPr>
      <w:r>
        <w:drawing>
          <wp:inline distT="0" distB="0" distL="0" distR="0">
            <wp:extent cx="5274310" cy="3624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6245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7"/>
        <w:ind w:left="735" w:firstLine="0" w:firstLineChars="0"/>
      </w:pPr>
      <w:r>
        <w:rPr>
          <w:rFonts w:hint="eastAsia"/>
        </w:rPr>
        <w:t>D方法</w:t>
      </w:r>
      <w:r>
        <w:t>：</w:t>
      </w:r>
      <w:r>
        <w:rPr>
          <w:rFonts w:hint="eastAsia"/>
        </w:rPr>
        <w:t>直连</w:t>
      </w:r>
      <w:r>
        <w:t>模式下，通过</w:t>
      </w:r>
      <w:r>
        <w:rPr>
          <w:rFonts w:hint="eastAsia"/>
        </w:rPr>
        <w:t>M</w:t>
      </w:r>
      <w:r>
        <w:t>ind+获取</w:t>
      </w:r>
      <w:r>
        <w:rPr>
          <w:rFonts w:hint="eastAsia"/>
        </w:rPr>
        <w:t>SN</w:t>
      </w:r>
    </w:p>
    <w:p>
      <w:pPr>
        <w:pStyle w:val="17"/>
        <w:ind w:left="735" w:firstLine="0" w:firstLineChars="0"/>
      </w:pPr>
      <w:r>
        <w:drawing>
          <wp:inline distT="0" distB="0" distL="0" distR="0">
            <wp:extent cx="3590290" cy="11137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开启M</w:t>
      </w:r>
      <w:r>
        <w:t>ind+软件</w:t>
      </w:r>
      <w:r>
        <w:rPr>
          <w:rFonts w:hint="eastAsia"/>
        </w:rPr>
        <w:t>，</w:t>
      </w:r>
      <w:r>
        <w:t>加载多机模块</w:t>
      </w:r>
    </w:p>
    <w:p>
      <w:pPr>
        <w:pStyle w:val="17"/>
        <w:ind w:left="720" w:firstLine="0" w:firstLineChars="0"/>
      </w:pPr>
      <w:r>
        <w:rPr>
          <w:rFonts w:hint="eastAsia"/>
        </w:rPr>
        <w:t>在“实时</w:t>
      </w:r>
      <w:r>
        <w:t>模式</w:t>
      </w:r>
      <w:r>
        <w:rPr>
          <w:rFonts w:hint="eastAsia"/>
        </w:rPr>
        <w:t>”&gt;“扩展”&gt;“功能</w:t>
      </w:r>
      <w:r>
        <w:t>模块</w:t>
      </w:r>
      <w:r>
        <w:rPr>
          <w:rFonts w:hint="eastAsia"/>
        </w:rPr>
        <w:t>”，</w:t>
      </w:r>
      <w:r>
        <w:t>加载</w:t>
      </w:r>
      <w:r>
        <w:rPr>
          <w:rFonts w:hint="eastAsia"/>
        </w:rPr>
        <w:t>“RoboMaster</w:t>
      </w:r>
      <w:r>
        <w:t xml:space="preserve"> TT</w:t>
      </w:r>
      <w:r>
        <w:rPr>
          <w:rFonts w:hint="eastAsia"/>
        </w:rPr>
        <w:t>（组队）”</w:t>
      </w:r>
    </w:p>
    <w:p>
      <w:pPr>
        <w:pStyle w:val="17"/>
        <w:ind w:left="720" w:firstLine="0" w:firstLineChars="0"/>
      </w:pPr>
      <w:r>
        <w:drawing>
          <wp:inline distT="0" distB="0" distL="0" distR="0">
            <wp:extent cx="5273675" cy="2798445"/>
            <wp:effectExtent l="0" t="0" r="317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PC连接W</w:t>
      </w:r>
      <w:r>
        <w:t>ifi</w:t>
      </w:r>
    </w:p>
    <w:p>
      <w:pPr>
        <w:pStyle w:val="17"/>
        <w:ind w:left="720" w:firstLine="0" w:firstLineChars="0"/>
      </w:pPr>
      <w:r>
        <w:rPr>
          <w:rFonts w:hint="eastAsia"/>
        </w:rPr>
        <w:t>将PC的</w:t>
      </w:r>
      <w:r>
        <w:t>wifi</w:t>
      </w:r>
      <w:r>
        <w:rPr>
          <w:rFonts w:hint="eastAsia"/>
        </w:rPr>
        <w:t>连接</w:t>
      </w:r>
      <w:r>
        <w:t>到</w:t>
      </w:r>
      <w:r>
        <w:rPr>
          <w:rFonts w:hint="eastAsia"/>
        </w:rPr>
        <w:t>与</w:t>
      </w:r>
      <w:r>
        <w:t>飞行器</w:t>
      </w:r>
      <w:r>
        <w:rPr>
          <w:rFonts w:hint="eastAsia"/>
        </w:rPr>
        <w:t>一致</w:t>
      </w:r>
      <w:r>
        <w:t>的wifi</w:t>
      </w:r>
      <w:r>
        <w:rPr>
          <w:rFonts w:hint="eastAsia"/>
        </w:rPr>
        <w:t>，</w:t>
      </w:r>
      <w:r>
        <w:t>并关闭无关网卡，</w:t>
      </w:r>
      <w:r>
        <w:rPr>
          <w:rFonts w:hint="eastAsia"/>
        </w:rPr>
        <w:t>拔掉</w:t>
      </w:r>
      <w:r>
        <w:t>网线。</w:t>
      </w:r>
    </w:p>
    <w:p>
      <w:pPr>
        <w:pStyle w:val="17"/>
        <w:ind w:left="720" w:firstLine="0" w:firstLineChars="0"/>
      </w:pPr>
      <w:r>
        <w:rPr>
          <w:rFonts w:hint="eastAsia"/>
        </w:rPr>
        <w:t>关闭</w:t>
      </w:r>
      <w:r>
        <w:t>防火墙。</w:t>
      </w:r>
    </w:p>
    <w:p>
      <w:pPr>
        <w:pStyle w:val="3"/>
      </w:pPr>
      <w:r>
        <w:rPr>
          <w:rFonts w:hint="eastAsia"/>
        </w:rPr>
        <w:t>扫描</w:t>
      </w:r>
      <w:r>
        <w:t>飞行器</w:t>
      </w:r>
    </w:p>
    <w:p>
      <w:r>
        <w:rPr>
          <w:rFonts w:hint="eastAsia"/>
        </w:rPr>
        <w:t>将多台飞行器</w:t>
      </w:r>
      <w:r>
        <w:t>的</w:t>
      </w:r>
      <w:r>
        <w:rPr>
          <w:rFonts w:hint="eastAsia"/>
        </w:rPr>
        <w:t>SN输入，</w:t>
      </w:r>
      <w:r>
        <w:t>并进行编号</w:t>
      </w:r>
    </w:p>
    <w:p>
      <w:r>
        <w:drawing>
          <wp:inline distT="0" distB="0" distL="0" distR="0">
            <wp:extent cx="5038090" cy="32092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点击程序</w:t>
      </w:r>
      <w:r>
        <w:t>后，会触发扫描，此时不要进行操作，等待</w:t>
      </w:r>
      <w:r>
        <w:rPr>
          <w:rFonts w:hint="eastAsia"/>
        </w:rPr>
        <w:t>约</w:t>
      </w:r>
      <w:r>
        <w:t>半分钟即可。</w:t>
      </w:r>
    </w:p>
    <w:p>
      <w:pPr>
        <w:pStyle w:val="3"/>
      </w:pPr>
      <w:r>
        <w:rPr>
          <w:rFonts w:hint="eastAsia"/>
        </w:rPr>
        <w:t>确认飞行器</w:t>
      </w:r>
      <w:r>
        <w:t>连接</w:t>
      </w:r>
    </w:p>
    <w:p>
      <w:r>
        <w:drawing>
          <wp:inline distT="0" distB="0" distL="0" distR="0">
            <wp:extent cx="3428365" cy="3009265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等待扫描</w:t>
      </w:r>
      <w:r>
        <w:t>结束后，点击程序，若LED亮</w:t>
      </w:r>
      <w:r>
        <w:rPr>
          <w:rFonts w:hint="eastAsia"/>
        </w:rPr>
        <w:t>“绿灯”说明飞行器</w:t>
      </w:r>
      <w:r>
        <w:t>与</w:t>
      </w:r>
      <w:r>
        <w:rPr>
          <w:rFonts w:hint="eastAsia"/>
        </w:rPr>
        <w:t>M</w:t>
      </w:r>
      <w:r>
        <w:t>ind+</w:t>
      </w:r>
      <w:r>
        <w:rPr>
          <w:rFonts w:hint="eastAsia"/>
        </w:rPr>
        <w:t>已</w:t>
      </w:r>
      <w:r>
        <w:t>建立连接。</w:t>
      </w:r>
    </w:p>
    <w:p>
      <w:pPr>
        <w:pStyle w:val="3"/>
      </w:pPr>
      <w:r>
        <w:rPr>
          <w:rFonts w:hint="eastAsia"/>
        </w:rPr>
        <w:t>飞行器</w:t>
      </w:r>
      <w:r>
        <w:t>控制</w:t>
      </w:r>
    </w:p>
    <w:p>
      <w:r>
        <w:rPr>
          <w:rFonts w:hint="eastAsia"/>
        </w:rPr>
        <w:t>建立</w:t>
      </w:r>
      <w:r>
        <w:t>如图程序，</w:t>
      </w:r>
      <w:r>
        <w:rPr>
          <w:rFonts w:hint="eastAsia"/>
        </w:rPr>
        <w:t>即可</w:t>
      </w:r>
      <w:r>
        <w:t>完成</w:t>
      </w:r>
      <w:r>
        <w:rPr>
          <w:rFonts w:hint="eastAsia"/>
        </w:rPr>
        <w:t>简易</w:t>
      </w:r>
      <w:r>
        <w:t>的飞行器起飞和降落控制</w:t>
      </w:r>
    </w:p>
    <w:p>
      <w:r>
        <w:drawing>
          <wp:inline distT="0" distB="0" distL="0" distR="0">
            <wp:extent cx="3561715" cy="551370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D</w:t>
      </w:r>
      <w:r>
        <w:rPr>
          <w:rFonts w:hint="eastAsia"/>
        </w:rPr>
        <w:t>emo</w:t>
      </w:r>
      <w:r>
        <w:t>程序</w:t>
      </w:r>
    </w:p>
    <w:p>
      <w:r>
        <w:fldChar w:fldCharType="begin"/>
      </w:r>
      <w:r>
        <w:instrText xml:space="preserve"> HYPERLINK "https://pan-sec.djicorp.com/s/Z4QXQbQyKooZbcp" </w:instrText>
      </w:r>
      <w:r>
        <w:fldChar w:fldCharType="separate"/>
      </w:r>
      <w:r>
        <w:rPr>
          <w:rStyle w:val="12"/>
        </w:rPr>
        <w:t>https://pan-sec.djicorp.com/s/Z4QXQbQyKoo</w:t>
      </w:r>
      <w:bookmarkStart w:id="0" w:name="_GoBack"/>
      <w:bookmarkEnd w:id="0"/>
      <w:r>
        <w:rPr>
          <w:rStyle w:val="12"/>
        </w:rPr>
        <w:t>Zbcp</w:t>
      </w:r>
      <w:r>
        <w:rPr>
          <w:rStyle w:val="13"/>
        </w:rPr>
        <w:fldChar w:fldCharType="end"/>
      </w:r>
      <w:r>
        <w:rPr>
          <w:rFonts w:hint="eastAsia"/>
        </w:rPr>
        <w:t>，</w:t>
      </w:r>
      <w:r>
        <w:t>密码tellotalent</w:t>
      </w:r>
    </w:p>
    <w:p>
      <w:r>
        <w:drawing>
          <wp:inline distT="0" distB="0" distL="0" distR="0">
            <wp:extent cx="5274310" cy="7391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</w:t>
      </w:r>
      <w:r>
        <w:t>ind+&gt;</w:t>
      </w:r>
      <w:r>
        <w:rPr>
          <w:rFonts w:hint="eastAsia"/>
        </w:rPr>
        <w:t>“项目”&gt;“打开</w:t>
      </w:r>
      <w:r>
        <w:t>项目</w:t>
      </w:r>
      <w:r>
        <w:rPr>
          <w:rFonts w:hint="eastAsia"/>
        </w:rPr>
        <w:t>”，将demo</w:t>
      </w:r>
      <w:r>
        <w:t>.sb3</w:t>
      </w:r>
      <w:r>
        <w:rPr>
          <w:rFonts w:hint="eastAsia"/>
        </w:rPr>
        <w:t>导入</w:t>
      </w:r>
      <w:r>
        <w:t>到mind+里</w:t>
      </w:r>
    </w:p>
    <w:p>
      <w:r>
        <w:drawing>
          <wp:inline distT="0" distB="0" distL="0" distR="0">
            <wp:extent cx="5274310" cy="27965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965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965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第一步</w:t>
      </w:r>
      <w:r>
        <w:t>点击运行后等待</w:t>
      </w:r>
      <w:r>
        <w:rPr>
          <w:rFonts w:hint="eastAsia"/>
        </w:rPr>
        <w:t>扫描</w:t>
      </w:r>
      <w:r>
        <w:t>成功，其它</w:t>
      </w:r>
      <w:r>
        <w:rPr>
          <w:rFonts w:hint="eastAsia"/>
        </w:rPr>
        <w:t>程序</w:t>
      </w:r>
      <w:r>
        <w:t>组单独点击即可运行</w:t>
      </w:r>
    </w:p>
    <w:p>
      <w:pPr>
        <w:pStyle w:val="2"/>
      </w:pPr>
      <w:r>
        <w:rPr>
          <w:rFonts w:hint="eastAsia"/>
        </w:rPr>
        <w:t>Tello</w:t>
      </w:r>
      <w:r>
        <w:t xml:space="preserve"> Edu APP多机使用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切换直连</w:t>
      </w:r>
      <w:r>
        <w:t>模式</w:t>
      </w:r>
    </w:p>
    <w:p>
      <w:r>
        <w:drawing>
          <wp:inline distT="0" distB="0" distL="0" distR="0">
            <wp:extent cx="3188970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094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ins w:id="95" w:author="Wenyan.Deng(邓文妍)" w:date="2020-09-11T10:37:00Z"/>
        </w:rPr>
      </w:pPr>
      <w:ins w:id="96" w:author="Wenyan.Deng(邓文妍)" w:date="2020-09-11T10:37:00Z">
        <w:r>
          <w:rPr/>
          <w:t>选择需要连接的TT飞机SSID</w:t>
        </w:r>
      </w:ins>
      <w:ins w:id="97" w:author="Wenyan.Deng(邓文妍)" w:date="2020-09-11T10:37:00Z">
        <w:r>
          <w:rPr>
            <w:rFonts w:hint="eastAsia"/>
          </w:rPr>
          <w:t>：</w:t>
        </w:r>
      </w:ins>
      <w:ins w:id="98" w:author="Wenyan.Deng(邓文妍)" w:date="2020-09-11T10:37:00Z">
        <w:r>
          <w:rPr/>
          <w:t>RMTT-xxxxxx</w:t>
        </w:r>
      </w:ins>
      <w:ins w:id="99" w:author="Wenyan.Deng(邓文妍)" w:date="2020-09-11T10:37:00Z">
        <w:r>
          <w:rPr>
            <w:rFonts w:hint="eastAsia"/>
          </w:rPr>
          <w:t>，</w:t>
        </w:r>
      </w:ins>
      <w:ins w:id="100" w:author="Wenyan.Deng(邓文妍)" w:date="2020-09-11T10:37:00Z">
        <w:r>
          <w:rPr/>
          <w:t>完成连接</w:t>
        </w:r>
      </w:ins>
      <w:ins w:id="101" w:author="Wenyan.Deng(邓文妍)" w:date="2020-09-11T10:37:00Z">
        <w:r>
          <w:rPr>
            <w:rFonts w:hint="eastAsia"/>
          </w:rPr>
          <w:t>。</w:t>
        </w:r>
      </w:ins>
    </w:p>
    <w:p>
      <w:pPr>
        <w:rPr>
          <w:ins w:id="103" w:author="Wenyan.Deng(邓文妍)" w:date="2020-09-11T10:36:00Z"/>
        </w:rPr>
        <w:pPrChange w:id="102" w:author="Wenyan.Deng(邓文妍)" w:date="2020-09-11T10:37:00Z">
          <w:pPr>
            <w:pStyle w:val="3"/>
          </w:pPr>
        </w:pPrChange>
      </w:pPr>
      <w:ins w:id="104" w:author="Wenyan.Deng(邓文妍)" w:date="2020-09-11T10:37:00Z">
        <w:r>
          <w:rPr>
            <w:b w:val="0"/>
            <w:bCs w:val="0"/>
          </w:rPr>
          <w:drawing>
            <wp:inline distT="0" distB="0" distL="0" distR="0">
              <wp:extent cx="4552315" cy="2161540"/>
              <wp:effectExtent l="0" t="0" r="635" b="0"/>
              <wp:docPr id="4" name="图片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图片 4"/>
                      <pic:cNvPicPr>
                        <a:picLocks noChangeAspect="1"/>
                      </pic:cNvPicPr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52381" cy="2161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>
      <w:pPr>
        <w:pStyle w:val="3"/>
      </w:pPr>
      <w:r>
        <w:rPr>
          <w:rFonts w:hint="eastAsia"/>
        </w:rPr>
        <w:t>开启APP，进入</w:t>
      </w:r>
      <w:r>
        <w:t>多机编队</w:t>
      </w:r>
    </w:p>
    <w:p>
      <w:r>
        <w:drawing>
          <wp:inline distT="0" distB="0" distL="0" distR="0">
            <wp:extent cx="5274310" cy="26676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再选择设置按钮</w:t>
      </w:r>
    </w:p>
    <w:p>
      <w:r>
        <w:drawing>
          <wp:inline distT="0" distB="0" distL="0" distR="0">
            <wp:extent cx="5274310" cy="26676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del w:id="106" w:author="Wenyan.Deng(邓文妍)" w:date="2020-09-11T10:39:00Z"/>
        </w:rPr>
      </w:pPr>
      <w:del w:id="107" w:author="Wenyan.Deng(邓文妍)" w:date="2020-09-11T10:39:00Z">
        <w:r>
          <w:rPr/>
          <w:delText>进入飞机登录界面</w:delText>
        </w:r>
      </w:del>
      <w:del w:id="108" w:author="Wenyan.Deng(邓文妍)" w:date="2020-09-11T10:39:00Z">
        <w:r>
          <w:rPr>
            <w:rFonts w:hint="eastAsia"/>
          </w:rPr>
          <w:delText>，</w:delText>
        </w:r>
      </w:del>
      <w:del w:id="109" w:author="Wenyan.Deng(邓文妍)" w:date="2020-09-11T10:39:00Z">
        <w:r>
          <w:rPr/>
          <w:delText>选择连接飞机</w:delText>
        </w:r>
      </w:del>
      <w:del w:id="110" w:author="Wenyan.Deng(邓文妍)" w:date="2020-09-11T10:39:00Z">
        <w:r>
          <w:rPr>
            <w:rFonts w:hint="eastAsia"/>
          </w:rPr>
          <w:delText>W</w:delText>
        </w:r>
      </w:del>
      <w:del w:id="111" w:author="Wenyan.Deng(邓文妍)" w:date="2020-09-11T10:39:00Z">
        <w:r>
          <w:rPr/>
          <w:delText>IFI</w:delText>
        </w:r>
      </w:del>
    </w:p>
    <w:p>
      <w:del w:id="112" w:author="Wenyan.Deng(邓文妍)" w:date="2020-09-11T10:39:00Z">
        <w:r>
          <w:rPr/>
          <w:drawing>
            <wp:inline distT="0" distB="0" distL="0" distR="0">
              <wp:extent cx="5274310" cy="2667635"/>
              <wp:effectExtent l="0" t="0" r="2540" b="0"/>
              <wp:docPr id="25" name="图片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图片 25"/>
                      <pic:cNvPicPr>
                        <a:picLocks noChangeAspect="1"/>
                      </pic:cNvPicPr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6676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>
      <w:pPr>
        <w:pStyle w:val="3"/>
        <w:rPr>
          <w:del w:id="114" w:author="Wenyan.Deng(邓文妍)" w:date="2020-09-11T10:36:00Z"/>
        </w:rPr>
      </w:pPr>
      <w:del w:id="115" w:author="Wenyan.Deng(邓文妍)" w:date="2020-09-11T10:36:00Z">
        <w:r>
          <w:rPr/>
          <w:delText>选择需要连接</w:delText>
        </w:r>
      </w:del>
      <w:del w:id="116" w:author="Wenyan.Deng(邓文妍)" w:date="2020-09-11T10:36:00Z">
        <w:r>
          <w:rPr>
            <w:rFonts w:hint="eastAsia"/>
          </w:rPr>
          <w:delText>的T</w:delText>
        </w:r>
      </w:del>
      <w:del w:id="117" w:author="Wenyan.Deng(邓文妍)" w:date="2020-09-11T10:36:00Z">
        <w:r>
          <w:rPr/>
          <w:delText>T飞机</w:delText>
        </w:r>
      </w:del>
      <w:del w:id="118" w:author="Wenyan.Deng(邓文妍)" w:date="2020-09-11T10:36:00Z">
        <w:r>
          <w:rPr>
            <w:rFonts w:hint="eastAsia"/>
          </w:rPr>
          <w:delText>S</w:delText>
        </w:r>
      </w:del>
      <w:del w:id="119" w:author="Wenyan.Deng(邓文妍)" w:date="2020-09-11T10:36:00Z">
        <w:r>
          <w:rPr/>
          <w:delText>SID:RMTT-XXXXXX</w:delText>
        </w:r>
      </w:del>
      <w:del w:id="120" w:author="Wenyan.Deng(邓文妍)" w:date="2020-09-11T10:36:00Z">
        <w:r>
          <w:rPr>
            <w:rFonts w:hint="eastAsia"/>
          </w:rPr>
          <w:delText>，</w:delText>
        </w:r>
      </w:del>
      <w:del w:id="121" w:author="Wenyan.Deng(邓文妍)" w:date="2020-09-11T10:36:00Z">
        <w:r>
          <w:rPr/>
          <w:delText>完成连接</w:delText>
        </w:r>
      </w:del>
    </w:p>
    <w:p>
      <w:del w:id="122" w:author="Wenyan.Deng(邓文妍)" w:date="2020-09-11T10:37:00Z">
        <w:r>
          <w:rPr/>
          <w:drawing>
            <wp:inline distT="0" distB="0" distL="0" distR="0">
              <wp:extent cx="4552315" cy="2161540"/>
              <wp:effectExtent l="0" t="0" r="635" b="0"/>
              <wp:docPr id="22" name="图片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图片 22"/>
                      <pic:cNvPicPr>
                        <a:picLocks noChangeAspect="1"/>
                      </pic:cNvPicPr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52381" cy="2161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del w:id="124" w:author="Wenyan.Deng(邓文妍)" w:date="2020-09-11T10:37:00Z">
        <w:r>
          <w:rPr/>
          <w:delText xml:space="preserve"> </w:delText>
        </w:r>
      </w:del>
    </w:p>
    <w:p/>
    <w:p>
      <w:pPr>
        <w:pStyle w:val="3"/>
        <w:jc w:val="left"/>
      </w:pPr>
      <w:r>
        <w:rPr>
          <w:rFonts w:hint="eastAsia"/>
        </w:rPr>
        <w:t>设置对应</w:t>
      </w:r>
      <w:r>
        <w:t>的路由信息，点击</w:t>
      </w:r>
      <w:r>
        <w:rPr>
          <w:rFonts w:hint="eastAsia"/>
        </w:rPr>
        <w:t>“飞机</w:t>
      </w:r>
      <w:r>
        <w:t>登录</w:t>
      </w:r>
      <w:r>
        <w:rPr>
          <w:rFonts w:hint="eastAsia"/>
        </w:rPr>
        <w:t>”</w:t>
      </w:r>
    </w:p>
    <w:p>
      <w:r>
        <w:drawing>
          <wp:inline distT="0" distB="0" distL="0" distR="0">
            <wp:extent cx="5274310" cy="26676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飞机连接成功，点击确认，根据提示将拨码开关拨到上方（路由器模式），等待T</w:t>
      </w:r>
      <w:r>
        <w:t>T飞机连接上路由器</w:t>
      </w:r>
    </w:p>
    <w:p>
      <w:r>
        <w:drawing>
          <wp:inline distT="0" distB="0" distL="0" distR="0">
            <wp:extent cx="5274310" cy="26676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飞机成功连接上路由器后</w:t>
      </w:r>
      <w:r>
        <w:rPr>
          <w:rFonts w:hint="eastAsia"/>
        </w:rPr>
        <w:t>，</w:t>
      </w:r>
      <w:r>
        <w:t>自动进入启桨模式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按照</w:t>
      </w:r>
      <w:r>
        <w:t>第</w:t>
      </w:r>
      <w:ins w:id="125" w:author="Wenyan.Deng(邓文妍)" w:date="2020-09-11T10:40:00Z">
        <w:r>
          <w:rPr/>
          <w:t>2</w:t>
        </w:r>
      </w:ins>
      <w:del w:id="126" w:author="Wenyan.Deng(邓文妍)" w:date="2020-09-11T10:40:00Z">
        <w:r>
          <w:rPr>
            <w:rFonts w:hint="eastAsia"/>
          </w:rPr>
          <w:delText>4</w:delText>
        </w:r>
      </w:del>
      <w:r>
        <w:rPr>
          <w:rFonts w:hint="eastAsia"/>
        </w:rPr>
        <w:t>~</w:t>
      </w:r>
      <w:ins w:id="127" w:author="Wenyan.Deng(邓文妍)" w:date="2020-09-11T10:40:00Z">
        <w:r>
          <w:rPr/>
          <w:t>7</w:t>
        </w:r>
      </w:ins>
      <w:del w:id="128" w:author="Wenyan.Deng(邓文妍)" w:date="2020-09-11T10:40:00Z">
        <w:r>
          <w:rPr/>
          <w:delText>8</w:delText>
        </w:r>
      </w:del>
      <w:r>
        <w:rPr>
          <w:rFonts w:hint="eastAsia"/>
        </w:rPr>
        <w:t>步骤</w:t>
      </w:r>
      <w:r>
        <w:t>操作，将其</w:t>
      </w:r>
      <w:r>
        <w:rPr>
          <w:rFonts w:hint="eastAsia"/>
        </w:rPr>
        <w:t>它</w:t>
      </w:r>
      <w:r>
        <w:t>飞机接入路由器</w:t>
      </w:r>
    </w:p>
    <w:p>
      <w:pPr>
        <w:pStyle w:val="3"/>
      </w:pPr>
      <w:r>
        <w:t>将</w:t>
      </w:r>
      <w:r>
        <w:rPr>
          <w:rFonts w:hint="eastAsia"/>
        </w:rPr>
        <w:t>移动</w:t>
      </w:r>
      <w:r>
        <w:t>设备连接到对应的</w:t>
      </w:r>
      <w:r>
        <w:rPr>
          <w:rFonts w:hint="eastAsia"/>
        </w:rPr>
        <w:t>路由器上</w:t>
      </w:r>
    </w:p>
    <w:p>
      <w:r>
        <w:drawing>
          <wp:inline distT="0" distB="0" distL="0" distR="0">
            <wp:extent cx="4609465" cy="2085340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搜寻</w:t>
      </w:r>
      <w:r>
        <w:t>可用飞机</w:t>
      </w:r>
    </w:p>
    <w:p>
      <w:r>
        <w:drawing>
          <wp:inline distT="0" distB="0" distL="0" distR="0">
            <wp:extent cx="5274310" cy="2667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设置已</w:t>
      </w:r>
      <w:r>
        <w:t>接入路由器的飞机数量，点击</w:t>
      </w:r>
      <w:r>
        <w:rPr>
          <w:rFonts w:hint="eastAsia"/>
        </w:rPr>
        <w:t>“继续”</w:t>
      </w:r>
    </w:p>
    <w:p>
      <w:r>
        <w:drawing>
          <wp:inline distT="0" distB="0" distL="0" distR="0">
            <wp:extent cx="5274310" cy="26676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直到</w:t>
      </w:r>
      <w:r>
        <w:t>搜索完成</w:t>
      </w:r>
    </w:p>
    <w:p>
      <w:r>
        <w:drawing>
          <wp:inline distT="0" distB="0" distL="0" distR="0">
            <wp:extent cx="5274310" cy="26676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（此处</w:t>
      </w:r>
      <w:r>
        <w:t>以</w:t>
      </w:r>
      <w:r>
        <w:rPr>
          <w:rFonts w:hint="eastAsia"/>
        </w:rPr>
        <w:t>1台</w:t>
      </w:r>
      <w:r>
        <w:t>为示例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5274310" cy="26676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搜索</w:t>
      </w:r>
      <w:r>
        <w:t>完毕，进入</w:t>
      </w:r>
      <w:r>
        <w:rPr>
          <w:rFonts w:hint="eastAsia"/>
        </w:rPr>
        <w:t>“动作</w:t>
      </w:r>
      <w:r>
        <w:t>指派</w:t>
      </w:r>
      <w:r>
        <w:rPr>
          <w:rFonts w:hint="eastAsia"/>
        </w:rPr>
        <w:t>”</w:t>
      </w:r>
    </w:p>
    <w:p>
      <w:r>
        <w:drawing>
          <wp:inline distT="0" distB="0" distL="0" distR="0">
            <wp:extent cx="5274310" cy="26676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在</w:t>
      </w:r>
      <w:r>
        <w:t>编队页面</w:t>
      </w:r>
      <w:r>
        <w:rPr>
          <w:rFonts w:hint="eastAsia"/>
        </w:rPr>
        <w:t>设计</w:t>
      </w:r>
      <w:r>
        <w:t>编队</w:t>
      </w:r>
      <w:r>
        <w:rPr>
          <w:rFonts w:hint="eastAsia"/>
        </w:rPr>
        <w:t>内容</w:t>
      </w:r>
    </w:p>
    <w:p>
      <w:r>
        <w:rPr>
          <w:rFonts w:hint="eastAsia"/>
        </w:rPr>
        <w:t>在</w:t>
      </w:r>
      <w:r>
        <w:t>左侧拖动积木</w:t>
      </w:r>
      <w:r>
        <w:rPr>
          <w:rFonts w:hint="eastAsia"/>
        </w:rPr>
        <w:t>，</w:t>
      </w:r>
      <w:r>
        <w:t>将积木放到对应的飞机队列上</w:t>
      </w:r>
    </w:p>
    <w:p>
      <w:r>
        <w:drawing>
          <wp:inline distT="0" distB="0" distL="0" distR="0">
            <wp:extent cx="5274310" cy="26676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点击“+”号</w:t>
      </w:r>
      <w:r>
        <w:t>，可以增加队列</w:t>
      </w:r>
    </w:p>
    <w:p>
      <w:r>
        <w:drawing>
          <wp:inline distT="0" distB="0" distL="0" distR="0">
            <wp:extent cx="5274310" cy="26676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拓展</w:t>
      </w:r>
      <w:r>
        <w:t>模块功能，可以</w:t>
      </w:r>
      <w:r>
        <w:rPr>
          <w:rFonts w:hint="eastAsia"/>
        </w:rPr>
        <w:t>进行</w:t>
      </w:r>
      <w:r>
        <w:t>切换</w:t>
      </w:r>
    </w:p>
    <w:p>
      <w:r>
        <w:drawing>
          <wp:inline distT="0" distB="0" distL="0" distR="0">
            <wp:extent cx="5274310" cy="26676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设计</w:t>
      </w:r>
      <w:r>
        <w:t>好程序后，点击运行</w:t>
      </w:r>
    </w:p>
    <w:p>
      <w:r>
        <w:rPr>
          <w:rFonts w:hint="eastAsia"/>
        </w:rPr>
        <w:t>对应</w:t>
      </w:r>
      <w:r>
        <w:t>的飞行器</w:t>
      </w:r>
      <w:r>
        <w:rPr>
          <w:rFonts w:hint="eastAsia"/>
        </w:rPr>
        <w:t>即</w:t>
      </w:r>
      <w:r>
        <w:t>会</w:t>
      </w:r>
      <w:r>
        <w:rPr>
          <w:rFonts w:hint="eastAsia"/>
        </w:rPr>
        <w:t>按照</w:t>
      </w:r>
      <w:r>
        <w:t>预期的动作执行</w:t>
      </w:r>
    </w:p>
    <w:p>
      <w:r>
        <w:drawing>
          <wp:inline distT="0" distB="0" distL="0" distR="0">
            <wp:extent cx="5274310" cy="26676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再次</w:t>
      </w:r>
      <w:r>
        <w:t>点击</w:t>
      </w:r>
      <w:r>
        <w:rPr>
          <w:rFonts w:hint="eastAsia"/>
        </w:rPr>
        <w:t>运行</w:t>
      </w:r>
      <w:r>
        <w:t>，</w:t>
      </w:r>
      <w:r>
        <w:rPr>
          <w:rFonts w:hint="eastAsia"/>
        </w:rPr>
        <w:t>动作</w:t>
      </w:r>
      <w:r>
        <w:t>停止</w:t>
      </w:r>
    </w:p>
    <w:p>
      <w:pPr>
        <w:pStyle w:val="3"/>
      </w:pPr>
      <w:r>
        <w:rPr>
          <w:rFonts w:hint="eastAsia"/>
        </w:rPr>
        <w:t>点击强制停止</w:t>
      </w:r>
      <w:r>
        <w:t>，飞行器</w:t>
      </w:r>
      <w:r>
        <w:rPr>
          <w:rFonts w:hint="eastAsia"/>
        </w:rPr>
        <w:t>降落</w:t>
      </w:r>
    </w:p>
    <w:p>
      <w:r>
        <w:drawing>
          <wp:inline distT="0" distB="0" distL="0" distR="0">
            <wp:extent cx="5274310" cy="26676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Demo程序</w:t>
      </w:r>
    </w:p>
    <w:p>
      <w:r>
        <w:fldChar w:fldCharType="begin"/>
      </w:r>
      <w:r>
        <w:instrText xml:space="preserve"> HYPERLINK "https://pan-sec.djicorp.com/s/Z4QXQbQyKooZbcp" </w:instrText>
      </w:r>
      <w:r>
        <w:fldChar w:fldCharType="separate"/>
      </w:r>
      <w:r>
        <w:rPr>
          <w:rStyle w:val="13"/>
        </w:rPr>
        <w:t>https://pan-sec.djicorp.com/s/Z4QXQbQyKooZbcp</w:t>
      </w:r>
      <w:r>
        <w:rPr>
          <w:rStyle w:val="13"/>
        </w:rPr>
        <w:fldChar w:fldCharType="end"/>
      </w:r>
      <w:r>
        <w:rPr>
          <w:rFonts w:hint="eastAsia"/>
        </w:rPr>
        <w:t>，</w:t>
      </w:r>
      <w:r>
        <w:t>密码tellotalent</w:t>
      </w:r>
    </w:p>
    <w:p>
      <w:r>
        <w:drawing>
          <wp:inline distT="0" distB="0" distL="0" distR="0">
            <wp:extent cx="5274310" cy="594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支持</w:t>
      </w:r>
      <w:r>
        <w:t>1.5.6.5</w:t>
      </w:r>
      <w:r>
        <w:rPr>
          <w:rFonts w:hint="eastAsia"/>
        </w:rPr>
        <w:t>版本T</w:t>
      </w:r>
      <w:r>
        <w:t>ello Edu APP</w:t>
      </w:r>
      <w:r>
        <w:rPr>
          <w:rFonts w:hint="eastAsia"/>
        </w:rPr>
        <w:t>。</w:t>
      </w:r>
    </w:p>
    <w:p>
      <w:r>
        <w:rPr>
          <w:color w:val="FF0000"/>
        </w:rPr>
        <w:object>
          <v:shape id="_x0000_i1025" o:spt="75" type="#_x0000_t75" style="height:41.95pt;width:90.55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5">
            <o:LockedField>false</o:LockedField>
          </o:OLEObject>
        </w:object>
      </w:r>
      <w:r>
        <w:rPr>
          <w:rFonts w:hint="eastAsia"/>
        </w:rPr>
        <w:t>（双击可以</w:t>
      </w:r>
      <w:r>
        <w:t>下载</w:t>
      </w:r>
      <w:r>
        <w:rPr>
          <w:rFonts w:hint="eastAsia"/>
        </w:rPr>
        <w:t>）</w:t>
      </w:r>
    </w:p>
    <w:p>
      <w:r>
        <w:rPr>
          <w:rFonts w:hint="eastAsia"/>
        </w:rPr>
        <w:t>将上方</w:t>
      </w:r>
      <w:r>
        <w:t>的MultiFlight@编队程序通过</w:t>
      </w:r>
      <w:r>
        <w:rPr>
          <w:rFonts w:hint="eastAsia"/>
        </w:rPr>
        <w:t>PC放置</w:t>
      </w:r>
      <w:r>
        <w:t>到</w:t>
      </w:r>
      <w:r>
        <w:rPr>
          <w:rFonts w:hint="eastAsia"/>
        </w:rPr>
        <w:t>指定</w:t>
      </w:r>
      <w:r>
        <w:t>文件夹中，</w:t>
      </w:r>
      <w:r>
        <w:rPr>
          <w:rFonts w:hint="eastAsia"/>
        </w:rPr>
        <w:t>再</w:t>
      </w:r>
      <w:r>
        <w:t>通过</w:t>
      </w:r>
      <w:r>
        <w:rPr>
          <w:rFonts w:hint="eastAsia"/>
        </w:rPr>
        <w:t>T</w:t>
      </w:r>
      <w:r>
        <w:t>ello Edu APP</w:t>
      </w:r>
      <w:r>
        <w:rPr>
          <w:rFonts w:hint="eastAsia"/>
        </w:rPr>
        <w:t>打开</w:t>
      </w:r>
      <w:r>
        <w:t>。</w:t>
      </w:r>
    </w:p>
    <w:p>
      <w:r>
        <w:rPr>
          <w:rFonts w:hint="eastAsia"/>
        </w:rPr>
        <w:t>路径</w:t>
      </w:r>
      <w:r>
        <w:t>：</w:t>
      </w:r>
      <w:r>
        <w:rPr>
          <w:rFonts w:hint="eastAsia"/>
        </w:rPr>
        <w:t>手机</w:t>
      </w:r>
      <w:r>
        <w:t>存储</w:t>
      </w:r>
      <w:r>
        <w:rPr>
          <w:rFonts w:hint="eastAsia"/>
        </w:rPr>
        <w:t>\内部共享存储空间\Android\data\com.wistron.telloedu\files</w:t>
      </w:r>
    </w:p>
    <w:p>
      <w:r>
        <w:drawing>
          <wp:inline distT="0" distB="0" distL="0" distR="0">
            <wp:extent cx="5274310" cy="30022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676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</w:t>
      </w:r>
      <w:r>
        <w:t>对应飞机指</w:t>
      </w:r>
      <w:r>
        <w:rPr>
          <w:rFonts w:hint="eastAsia"/>
        </w:rPr>
        <w:t>派</w:t>
      </w:r>
      <w:r>
        <w:t>后运行即可。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E2A5D3F"/>
    <w:multiLevelType w:val="multilevel"/>
    <w:tmpl w:val="1E2A5D3F"/>
    <w:lvl w:ilvl="0" w:tentative="0">
      <w:start w:val="1"/>
      <w:numFmt w:val="decimal"/>
      <w:pStyle w:val="3"/>
      <w:lvlText w:val="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C642D7"/>
    <w:multiLevelType w:val="multilevel"/>
    <w:tmpl w:val="1EC642D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F1E7042"/>
    <w:multiLevelType w:val="multilevel"/>
    <w:tmpl w:val="7F1E7042"/>
    <w:lvl w:ilvl="0" w:tentative="0">
      <w:start w:val="1"/>
      <w:numFmt w:val="chineseCountingThousand"/>
      <w:pStyle w:val="2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Brody Zhang">
    <w15:presenceInfo w15:providerId="AD" w15:userId="S-1-5-21-3209085076-2270697989-1277812454-78196"/>
  </w15:person>
  <w15:person w15:author="Wenyan.Deng(邓文妍)">
    <w15:presenceInfo w15:providerId="AD" w15:userId="S-1-5-21-3209085076-2270697989-1277812454-11570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bordersDoNotSurroundHeader w:val="1"/>
  <w:bordersDoNotSurroundFooter w:val="1"/>
  <w:trackRevisions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285"/>
    <w:rsid w:val="00027E8F"/>
    <w:rsid w:val="00072F2A"/>
    <w:rsid w:val="00080DA2"/>
    <w:rsid w:val="000A5E7F"/>
    <w:rsid w:val="001D3CDE"/>
    <w:rsid w:val="00202688"/>
    <w:rsid w:val="00222FE8"/>
    <w:rsid w:val="00226285"/>
    <w:rsid w:val="00240AAA"/>
    <w:rsid w:val="00297E72"/>
    <w:rsid w:val="002B0FEA"/>
    <w:rsid w:val="003459DF"/>
    <w:rsid w:val="003D4122"/>
    <w:rsid w:val="006515A9"/>
    <w:rsid w:val="006A7CAF"/>
    <w:rsid w:val="006E52E9"/>
    <w:rsid w:val="00723370"/>
    <w:rsid w:val="007B213D"/>
    <w:rsid w:val="007B285C"/>
    <w:rsid w:val="00871884"/>
    <w:rsid w:val="008B52FD"/>
    <w:rsid w:val="008D3EFD"/>
    <w:rsid w:val="00902FBD"/>
    <w:rsid w:val="0093629F"/>
    <w:rsid w:val="009740EB"/>
    <w:rsid w:val="00A13FDA"/>
    <w:rsid w:val="00A415D4"/>
    <w:rsid w:val="00AE3A1A"/>
    <w:rsid w:val="00AF46F5"/>
    <w:rsid w:val="00AF7759"/>
    <w:rsid w:val="00B71D99"/>
    <w:rsid w:val="00B957C8"/>
    <w:rsid w:val="00BD0A01"/>
    <w:rsid w:val="00CB5814"/>
    <w:rsid w:val="00CF2F3C"/>
    <w:rsid w:val="00D54078"/>
    <w:rsid w:val="00D55397"/>
    <w:rsid w:val="00D6683E"/>
    <w:rsid w:val="00D74ECA"/>
    <w:rsid w:val="00DA1FAD"/>
    <w:rsid w:val="00DC23DD"/>
    <w:rsid w:val="00E150FE"/>
    <w:rsid w:val="00E16417"/>
    <w:rsid w:val="00EC05C8"/>
    <w:rsid w:val="00F050CD"/>
    <w:rsid w:val="00F742D8"/>
    <w:rsid w:val="00F84AEA"/>
    <w:rsid w:val="44F3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numPr>
        <w:ilvl w:val="0"/>
        <w:numId w:val="2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link w:val="21"/>
    <w:semiHidden/>
    <w:unhideWhenUsed/>
    <w:qFormat/>
    <w:uiPriority w:val="99"/>
    <w:pPr>
      <w:jc w:val="left"/>
    </w:pPr>
  </w:style>
  <w:style w:type="paragraph" w:styleId="6">
    <w:name w:val="Balloon Text"/>
    <w:basedOn w:val="1"/>
    <w:link w:val="23"/>
    <w:semiHidden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annotation subject"/>
    <w:basedOn w:val="5"/>
    <w:next w:val="5"/>
    <w:link w:val="22"/>
    <w:semiHidden/>
    <w:unhideWhenUsed/>
    <w:qFormat/>
    <w:uiPriority w:val="99"/>
    <w:rPr>
      <w:b/>
      <w:bCs/>
    </w:rPr>
  </w:style>
  <w:style w:type="character" w:styleId="12">
    <w:name w:val="FollowedHyperlink"/>
    <w:basedOn w:val="11"/>
    <w:semiHidden/>
    <w:unhideWhenUsed/>
    <w:uiPriority w:val="99"/>
    <w:rPr>
      <w:color w:val="800080"/>
      <w:u w:val="single"/>
    </w:rPr>
  </w:style>
  <w:style w:type="character" w:styleId="13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4">
    <w:name w:val="annotation reference"/>
    <w:basedOn w:val="11"/>
    <w:semiHidden/>
    <w:unhideWhenUsed/>
    <w:qFormat/>
    <w:uiPriority w:val="99"/>
    <w:rPr>
      <w:sz w:val="21"/>
      <w:szCs w:val="21"/>
    </w:rPr>
  </w:style>
  <w:style w:type="character" w:customStyle="1" w:styleId="15">
    <w:name w:val="标题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标题 3 Char"/>
    <w:basedOn w:val="11"/>
    <w:link w:val="4"/>
    <w:qFormat/>
    <w:uiPriority w:val="9"/>
    <w:rPr>
      <w:b/>
      <w:bCs/>
      <w:sz w:val="32"/>
      <w:szCs w:val="32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1 Char"/>
    <w:basedOn w:val="11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9">
    <w:name w:val="页眉 Char"/>
    <w:basedOn w:val="11"/>
    <w:link w:val="8"/>
    <w:qFormat/>
    <w:uiPriority w:val="99"/>
    <w:rPr>
      <w:sz w:val="18"/>
      <w:szCs w:val="18"/>
    </w:rPr>
  </w:style>
  <w:style w:type="character" w:customStyle="1" w:styleId="20">
    <w:name w:val="页脚 Char"/>
    <w:basedOn w:val="11"/>
    <w:link w:val="7"/>
    <w:qFormat/>
    <w:uiPriority w:val="99"/>
    <w:rPr>
      <w:sz w:val="18"/>
      <w:szCs w:val="18"/>
    </w:rPr>
  </w:style>
  <w:style w:type="character" w:customStyle="1" w:styleId="21">
    <w:name w:val="批注文字 Char"/>
    <w:basedOn w:val="11"/>
    <w:link w:val="5"/>
    <w:semiHidden/>
    <w:qFormat/>
    <w:uiPriority w:val="99"/>
  </w:style>
  <w:style w:type="character" w:customStyle="1" w:styleId="22">
    <w:name w:val="批注主题 Char"/>
    <w:basedOn w:val="21"/>
    <w:link w:val="9"/>
    <w:semiHidden/>
    <w:qFormat/>
    <w:uiPriority w:val="99"/>
    <w:rPr>
      <w:b/>
      <w:bCs/>
    </w:rPr>
  </w:style>
  <w:style w:type="character" w:customStyle="1" w:styleId="23">
    <w:name w:val="批注框文本 Char"/>
    <w:basedOn w:val="11"/>
    <w:link w:val="6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microsoft.com/office/2011/relationships/people" Target="people.xml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emf"/><Relationship Id="rId45" Type="http://schemas.openxmlformats.org/officeDocument/2006/relationships/oleObject" Target="embeddings/oleObject1.bin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311</Words>
  <Characters>1773</Characters>
  <Lines>14</Lines>
  <Paragraphs>4</Paragraphs>
  <TotalTime>1144</TotalTime>
  <ScaleCrop>false</ScaleCrop>
  <LinksUpToDate>false</LinksUpToDate>
  <CharactersWithSpaces>2080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2020-08-28T12:45:00Z</dcterms:created>
  <dc:creator>时习之</dc:creator>
  <cp:lastModifiedBy>小怼怼</cp:lastModifiedBy>
  <dcterms:modified xsi:type="dcterms:W3CDTF">2021-12-15T02:25:28Z</dcterms:modified>
  <cp:revision>25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A374C5C5520646AB9AB754467568EDC3</vt:lpwstr>
  </property>
</Properties>
</file>